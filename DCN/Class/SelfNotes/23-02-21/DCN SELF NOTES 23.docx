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7575" w:rsidRDefault="000C6923" w:rsidP="000C6923">
      <w:pPr>
        <w:pStyle w:val="Title"/>
        <w:jc w:val="center"/>
        <w:rPr>
          <w:ins w:id="0" w:author="Smarty bantu" w:date="2021-02-23T21:48:00Z"/>
        </w:rPr>
        <w:pPrChange w:id="1" w:author="Smarty bantu" w:date="2021-02-23T21:48:00Z">
          <w:pPr>
            <w:pStyle w:val="Title"/>
          </w:pPr>
        </w:pPrChange>
      </w:pPr>
      <w:ins w:id="2" w:author="Smarty bantu" w:date="2021-02-23T21:48:00Z">
        <w:r>
          <w:t>DCN SELF NOTES 23-02-21</w:t>
        </w:r>
      </w:ins>
    </w:p>
    <w:p w:rsidR="000C6923" w:rsidRPr="000C6923" w:rsidRDefault="000C6923" w:rsidP="000C6923">
      <w:pPr>
        <w:pStyle w:val="Title"/>
        <w:rPr>
          <w:ins w:id="3" w:author="Smarty bantu" w:date="2021-02-23T21:48:00Z"/>
          <w:b/>
          <w:rPrChange w:id="4" w:author="Smarty bantu" w:date="2021-02-23T21:48:00Z">
            <w:rPr>
              <w:ins w:id="5" w:author="Smarty bantu" w:date="2021-02-23T21:48:00Z"/>
            </w:rPr>
          </w:rPrChange>
        </w:rPr>
        <w:pPrChange w:id="6" w:author="Smarty bantu" w:date="2021-02-23T21:48:00Z">
          <w:pPr>
            <w:pStyle w:val="Title"/>
          </w:pPr>
        </w:pPrChange>
      </w:pPr>
      <w:ins w:id="7" w:author="Smarty bantu" w:date="2021-02-23T21:48:00Z">
        <w:r w:rsidRPr="000C6923">
          <w:rPr>
            <w:b/>
            <w:rPrChange w:id="8" w:author="Smarty bantu" w:date="2021-02-23T21:48:00Z">
              <w:rPr/>
            </w:rPrChange>
          </w:rPr>
          <w:t>Object ipv4</w:t>
        </w:r>
      </w:ins>
    </w:p>
    <w:p w:rsidR="000C6923" w:rsidRDefault="000C6923" w:rsidP="000C6923">
      <w:pPr>
        <w:rPr>
          <w:ins w:id="9" w:author="Smarty bantu" w:date="2021-02-23T21:48:00Z"/>
        </w:rPr>
        <w:pPrChange w:id="10" w:author="Smarty bantu" w:date="2021-02-23T21:48:00Z">
          <w:pPr>
            <w:pStyle w:val="Title"/>
          </w:pPr>
        </w:pPrChange>
      </w:pPr>
    </w:p>
    <w:p w:rsidR="000C6923" w:rsidRDefault="000C6923" w:rsidP="000C6923">
      <w:pPr>
        <w:jc w:val="both"/>
        <w:rPr>
          <w:ins w:id="11" w:author="Smarty bantu" w:date="2021-02-23T21:48:00Z"/>
        </w:rPr>
        <w:pPrChange w:id="12" w:author="Smarty bantu" w:date="2021-02-23T21:48:00Z">
          <w:pPr>
            <w:pStyle w:val="Title"/>
          </w:pPr>
        </w:pPrChange>
      </w:pPr>
    </w:p>
    <w:p w:rsidR="000C6923" w:rsidRDefault="000C6923" w:rsidP="000C6923">
      <w:pPr>
        <w:pStyle w:val="Title"/>
        <w:rPr>
          <w:ins w:id="13" w:author="Smarty bantu" w:date="2021-02-23T21:48:00Z"/>
        </w:rPr>
        <w:pPrChange w:id="14" w:author="Smarty bantu" w:date="2021-02-23T21:48:00Z">
          <w:pPr>
            <w:pStyle w:val="Title"/>
          </w:pPr>
        </w:pPrChange>
      </w:pPr>
      <w:ins w:id="15" w:author="Smarty bantu" w:date="2021-02-23T21:49:00Z">
        <w:r>
          <w:t xml:space="preserve">Parts of </w:t>
        </w:r>
      </w:ins>
      <w:proofErr w:type="spellStart"/>
      <w:ins w:id="16" w:author="Smarty bantu" w:date="2021-02-23T21:48:00Z">
        <w:r>
          <w:t>ip</w:t>
        </w:r>
        <w:proofErr w:type="spellEnd"/>
        <w:r>
          <w:t xml:space="preserve"> addresses:</w:t>
        </w:r>
      </w:ins>
    </w:p>
    <w:p w:rsidR="000C6923" w:rsidRDefault="000C6923" w:rsidP="000C6923">
      <w:pPr>
        <w:rPr>
          <w:ins w:id="17" w:author="Smarty bantu" w:date="2021-02-23T21:49:00Z"/>
          <w:sz w:val="36"/>
        </w:rPr>
        <w:pPrChange w:id="18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19" w:author="Smarty bantu" w:date="2021-02-23T21:49:00Z"/>
          <w:sz w:val="36"/>
        </w:rPr>
        <w:pPrChange w:id="20" w:author="Smarty bantu" w:date="2021-02-23T21:49:00Z">
          <w:pPr>
            <w:pStyle w:val="Title"/>
          </w:pPr>
        </w:pPrChange>
      </w:pPr>
      <w:ins w:id="21" w:author="Smarty bantu" w:date="2021-02-23T21:49:00Z">
        <w:r>
          <w:rPr>
            <w:sz w:val="36"/>
          </w:rPr>
          <w:t xml:space="preserve">An </w:t>
        </w:r>
        <w:proofErr w:type="spellStart"/>
        <w:r>
          <w:rPr>
            <w:sz w:val="36"/>
          </w:rPr>
          <w:t>ip</w:t>
        </w:r>
        <w:proofErr w:type="spellEnd"/>
        <w:r>
          <w:rPr>
            <w:sz w:val="36"/>
          </w:rPr>
          <w:t xml:space="preserve"> address consist of two parts:</w:t>
        </w:r>
      </w:ins>
    </w:p>
    <w:p w:rsidR="000C6923" w:rsidRDefault="000C6923" w:rsidP="000C6923">
      <w:pPr>
        <w:rPr>
          <w:ins w:id="22" w:author="Smarty bantu" w:date="2021-02-23T21:49:00Z"/>
          <w:sz w:val="36"/>
        </w:rPr>
        <w:pPrChange w:id="23" w:author="Smarty bantu" w:date="2021-02-23T21:49:00Z">
          <w:pPr>
            <w:pStyle w:val="Title"/>
          </w:pPr>
        </w:pPrChange>
      </w:pPr>
      <w:proofErr w:type="spellStart"/>
      <w:ins w:id="24" w:author="Smarty bantu" w:date="2021-02-23T21:49:00Z">
        <w:r>
          <w:rPr>
            <w:sz w:val="36"/>
          </w:rPr>
          <w:t>i</w:t>
        </w:r>
        <w:proofErr w:type="spellEnd"/>
        <w:r>
          <w:rPr>
            <w:sz w:val="36"/>
          </w:rPr>
          <w:t xml:space="preserve">.) </w:t>
        </w:r>
        <w:proofErr w:type="spellStart"/>
        <w:r>
          <w:rPr>
            <w:sz w:val="36"/>
          </w:rPr>
          <w:t>Netwrok</w:t>
        </w:r>
        <w:proofErr w:type="spellEnd"/>
        <w:r>
          <w:rPr>
            <w:sz w:val="36"/>
          </w:rPr>
          <w:t xml:space="preserve"> part</w:t>
        </w:r>
      </w:ins>
    </w:p>
    <w:p w:rsidR="000C6923" w:rsidRDefault="000C6923" w:rsidP="000C6923">
      <w:pPr>
        <w:rPr>
          <w:ins w:id="25" w:author="Smarty bantu" w:date="2021-02-23T21:49:00Z"/>
          <w:sz w:val="36"/>
        </w:rPr>
        <w:pPrChange w:id="26" w:author="Smarty bantu" w:date="2021-02-23T21:49:00Z">
          <w:pPr>
            <w:pStyle w:val="Title"/>
          </w:pPr>
        </w:pPrChange>
      </w:pPr>
      <w:proofErr w:type="gramStart"/>
      <w:ins w:id="27" w:author="Smarty bantu" w:date="2021-02-23T21:49:00Z">
        <w:r>
          <w:rPr>
            <w:sz w:val="36"/>
          </w:rPr>
          <w:t>ii.)Host</w:t>
        </w:r>
        <w:proofErr w:type="gramEnd"/>
        <w:r>
          <w:rPr>
            <w:sz w:val="36"/>
          </w:rPr>
          <w:t xml:space="preserve"> part</w:t>
        </w:r>
      </w:ins>
    </w:p>
    <w:p w:rsidR="000C6923" w:rsidRDefault="000C6923" w:rsidP="000C6923">
      <w:pPr>
        <w:rPr>
          <w:ins w:id="28" w:author="Smarty bantu" w:date="2021-02-23T21:50:00Z"/>
          <w:sz w:val="36"/>
        </w:rPr>
        <w:pPrChange w:id="29" w:author="Smarty bantu" w:date="2021-02-23T21:49:00Z">
          <w:pPr>
            <w:pStyle w:val="Title"/>
          </w:pPr>
        </w:pPrChange>
      </w:pPr>
      <w:ins w:id="30" w:author="Smarty bantu" w:date="2021-02-23T21:50:00Z">
        <w:r w:rsidRPr="000C6923">
          <w:rPr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1" name="Picture 1" descr="C:\Users\HP\Pictures\Screenshots\Screenshot (219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HP\Pictures\Screenshots\Screenshot (219).png"/>
                      <pic:cNvPicPr>
                        <a:picLocks noChangeAspect="1" noChangeArrowheads="1"/>
                      </pic:cNvPicPr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31" w:author="Smarty bantu" w:date="2021-02-23T21:50:00Z"/>
          <w:sz w:val="36"/>
        </w:rPr>
        <w:pPrChange w:id="32" w:author="Smarty bantu" w:date="2021-02-23T21:49:00Z">
          <w:pPr>
            <w:pStyle w:val="Title"/>
          </w:pPr>
        </w:pPrChange>
      </w:pPr>
      <w:ins w:id="33" w:author="Smarty bantu" w:date="2021-02-23T21:50:00Z">
        <w:r>
          <w:rPr>
            <w:sz w:val="36"/>
          </w:rPr>
          <w:t xml:space="preserve">On the basis of network and host part in </w:t>
        </w:r>
        <w:proofErr w:type="spellStart"/>
        <w:r>
          <w:rPr>
            <w:sz w:val="36"/>
          </w:rPr>
          <w:t>ip</w:t>
        </w:r>
        <w:proofErr w:type="spellEnd"/>
        <w:r>
          <w:rPr>
            <w:sz w:val="36"/>
          </w:rPr>
          <w:t xml:space="preserve">, </w:t>
        </w:r>
        <w:proofErr w:type="spellStart"/>
        <w:r>
          <w:rPr>
            <w:sz w:val="36"/>
          </w:rPr>
          <w:t>ips</w:t>
        </w:r>
        <w:proofErr w:type="spellEnd"/>
        <w:r>
          <w:rPr>
            <w:sz w:val="36"/>
          </w:rPr>
          <w:t xml:space="preserve"> are further divided into classes </w:t>
        </w:r>
      </w:ins>
    </w:p>
    <w:p w:rsidR="000C6923" w:rsidRDefault="000C6923" w:rsidP="000C6923">
      <w:pPr>
        <w:rPr>
          <w:ins w:id="34" w:author="Smarty bantu" w:date="2021-02-23T21:51:00Z"/>
          <w:sz w:val="36"/>
        </w:rPr>
        <w:pPrChange w:id="35" w:author="Smarty bantu" w:date="2021-02-23T21:49:00Z">
          <w:pPr>
            <w:pStyle w:val="Title"/>
          </w:pPr>
        </w:pPrChange>
      </w:pPr>
      <w:ins w:id="36" w:author="Smarty bantu" w:date="2021-02-23T21:51:00Z">
        <w:r w:rsidRPr="000C6923">
          <w:rPr>
            <w:noProof/>
            <w:sz w:val="36"/>
            <w:lang w:eastAsia="en-IN"/>
          </w:rPr>
          <w:lastRenderedPageBreak/>
          <w:drawing>
            <wp:inline distT="0" distB="0" distL="0" distR="0">
              <wp:extent cx="5731510" cy="3223974"/>
              <wp:effectExtent l="0" t="0" r="2540" b="0"/>
              <wp:docPr id="2" name="Picture 2" descr="C:\Users\HP\Pictures\Screenshots\Screenshot (222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HP\Pictures\Screenshots\Screenshot (222).png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37" w:author="Smarty bantu" w:date="2021-02-23T21:51:00Z"/>
          <w:b/>
          <w:sz w:val="36"/>
        </w:rPr>
        <w:pPrChange w:id="38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39" w:author="Smarty bantu" w:date="2021-02-23T21:52:00Z"/>
          <w:b/>
          <w:sz w:val="36"/>
        </w:rPr>
        <w:pPrChange w:id="40" w:author="Smarty bantu" w:date="2021-02-23T21:49:00Z">
          <w:pPr>
            <w:pStyle w:val="Title"/>
          </w:pPr>
        </w:pPrChange>
      </w:pPr>
      <w:ins w:id="41" w:author="Smarty bantu" w:date="2021-02-23T21:51:00Z">
        <w:r>
          <w:rPr>
            <w:b/>
            <w:sz w:val="36"/>
          </w:rPr>
          <w:t xml:space="preserve">Class A:-&gt; </w:t>
        </w:r>
      </w:ins>
      <w:ins w:id="42" w:author="Smarty bantu" w:date="2021-02-23T21:52:00Z">
        <w:r w:rsidRPr="000C6923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3" name="Picture 3" descr="C:\Users\HP\Pictures\Screenshots\Screenshot (223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HP\Pictures\Screenshots\Screenshot (223).png"/>
                      <pic:cNvPicPr>
                        <a:picLocks noChangeAspect="1" noChangeArrowheads="1"/>
                      </pic:cNvPicPr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43" w:author="Smarty bantu" w:date="2021-02-23T21:52:00Z"/>
          <w:b/>
          <w:sz w:val="36"/>
        </w:rPr>
        <w:pPrChange w:id="44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45" w:author="Smarty bantu" w:date="2021-02-23T21:52:00Z"/>
          <w:b/>
          <w:sz w:val="36"/>
        </w:rPr>
        <w:pPrChange w:id="46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47" w:author="Smarty bantu" w:date="2021-02-23T21:52:00Z"/>
          <w:b/>
          <w:sz w:val="36"/>
        </w:rPr>
        <w:pPrChange w:id="48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49" w:author="Smarty bantu" w:date="2021-02-23T21:52:00Z"/>
          <w:b/>
          <w:sz w:val="36"/>
        </w:rPr>
        <w:pPrChange w:id="50" w:author="Smarty bantu" w:date="2021-02-23T21:49:00Z">
          <w:pPr>
            <w:pStyle w:val="Title"/>
          </w:pPr>
        </w:pPrChange>
      </w:pPr>
      <w:ins w:id="51" w:author="Smarty bantu" w:date="2021-02-23T21:52:00Z">
        <w:r>
          <w:rPr>
            <w:b/>
            <w:sz w:val="36"/>
          </w:rPr>
          <w:lastRenderedPageBreak/>
          <w:t xml:space="preserve">Class B:-&gt; </w:t>
        </w:r>
      </w:ins>
    </w:p>
    <w:p w:rsidR="000C6923" w:rsidRDefault="000C6923" w:rsidP="000C6923">
      <w:pPr>
        <w:rPr>
          <w:ins w:id="52" w:author="Smarty bantu" w:date="2021-02-23T21:52:00Z"/>
          <w:b/>
          <w:sz w:val="36"/>
        </w:rPr>
        <w:pPrChange w:id="53" w:author="Smarty bantu" w:date="2021-02-23T21:49:00Z">
          <w:pPr>
            <w:pStyle w:val="Title"/>
          </w:pPr>
        </w:pPrChange>
      </w:pPr>
      <w:ins w:id="54" w:author="Smarty bantu" w:date="2021-02-23T21:52:00Z">
        <w:r w:rsidRPr="000C6923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4" name="Picture 4" descr="C:\Users\HP\Pictures\Screenshots\Screenshot (224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C:\Users\HP\Pictures\Screenshots\Screenshot (224).png"/>
                      <pic:cNvPicPr>
                        <a:picLocks noChangeAspect="1" noChangeArrowheads="1"/>
                      </pic:cNvPicPr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55" w:author="Smarty bantu" w:date="2021-02-23T21:53:00Z"/>
          <w:b/>
          <w:sz w:val="36"/>
        </w:rPr>
        <w:pPrChange w:id="56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57" w:author="Smarty bantu" w:date="2021-02-23T21:53:00Z"/>
          <w:b/>
          <w:sz w:val="36"/>
        </w:rPr>
        <w:pPrChange w:id="58" w:author="Smarty bantu" w:date="2021-02-23T21:49:00Z">
          <w:pPr>
            <w:pStyle w:val="Title"/>
          </w:pPr>
        </w:pPrChange>
      </w:pPr>
      <w:ins w:id="59" w:author="Smarty bantu" w:date="2021-02-23T21:53:00Z">
        <w:r>
          <w:rPr>
            <w:b/>
            <w:sz w:val="36"/>
          </w:rPr>
          <w:t>Class C:-&gt;</w:t>
        </w:r>
      </w:ins>
    </w:p>
    <w:p w:rsidR="000C6923" w:rsidRDefault="000C6923" w:rsidP="000C6923">
      <w:pPr>
        <w:rPr>
          <w:ins w:id="60" w:author="Smarty bantu" w:date="2021-02-23T21:53:00Z"/>
          <w:b/>
          <w:sz w:val="36"/>
        </w:rPr>
        <w:pPrChange w:id="61" w:author="Smarty bantu" w:date="2021-02-23T21:49:00Z">
          <w:pPr>
            <w:pStyle w:val="Title"/>
          </w:pPr>
        </w:pPrChange>
      </w:pPr>
      <w:ins w:id="62" w:author="Smarty bantu" w:date="2021-02-23T21:53:00Z">
        <w:r w:rsidRPr="000C6923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5" name="Picture 5" descr="C:\Users\HP\Pictures\Screenshots\Screenshot (225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HP\Pictures\Screenshots\Screenshot (225).png"/>
                      <pic:cNvPicPr>
                        <a:picLocks noChangeAspect="1" noChangeArrowheads="1"/>
                      </pic:cNvPicPr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0C6923" w:rsidRDefault="000C6923" w:rsidP="000C6923">
      <w:pPr>
        <w:rPr>
          <w:ins w:id="63" w:author="Smarty bantu" w:date="2021-02-23T21:55:00Z"/>
          <w:b/>
          <w:sz w:val="36"/>
        </w:rPr>
        <w:pPrChange w:id="64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65" w:author="Smarty bantu" w:date="2021-02-23T21:55:00Z"/>
          <w:b/>
          <w:sz w:val="36"/>
        </w:rPr>
        <w:pPrChange w:id="66" w:author="Smarty bantu" w:date="2021-02-23T21:49:00Z">
          <w:pPr>
            <w:pStyle w:val="Title"/>
          </w:pPr>
        </w:pPrChange>
      </w:pPr>
      <w:ins w:id="67" w:author="Smarty bantu" w:date="2021-02-23T21:55:00Z">
        <w:r w:rsidRPr="000C6923">
          <w:rPr>
            <w:b/>
            <w:noProof/>
            <w:sz w:val="36"/>
            <w:lang w:eastAsia="en-IN"/>
          </w:rPr>
          <w:lastRenderedPageBreak/>
          <w:drawing>
            <wp:inline distT="0" distB="0" distL="0" distR="0">
              <wp:extent cx="5731510" cy="2641022"/>
              <wp:effectExtent l="0" t="0" r="2540" b="6985"/>
              <wp:docPr id="6" name="Picture 6" descr="C:\Users\HP\Pictures\Screenshots\Screenshot (227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C:\Users\HP\Pictures\Screenshots\Screenshot (227).png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26410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E62C0" w:rsidRDefault="00AE62C0" w:rsidP="000C6923">
      <w:pPr>
        <w:rPr>
          <w:ins w:id="68" w:author="Smarty bantu" w:date="2021-02-23T22:04:00Z"/>
          <w:b/>
          <w:sz w:val="36"/>
        </w:rPr>
        <w:pPrChange w:id="69" w:author="Smarty bantu" w:date="2021-02-23T21:49:00Z">
          <w:pPr>
            <w:pStyle w:val="Title"/>
          </w:pPr>
        </w:pPrChange>
      </w:pPr>
    </w:p>
    <w:p w:rsidR="00AE62C0" w:rsidRDefault="00AE62C0" w:rsidP="000C6923">
      <w:pPr>
        <w:rPr>
          <w:ins w:id="70" w:author="Smarty bantu" w:date="2021-02-23T22:04:00Z"/>
          <w:b/>
          <w:sz w:val="36"/>
        </w:rPr>
        <w:pPrChange w:id="71" w:author="Smarty bantu" w:date="2021-02-23T21:49:00Z">
          <w:pPr>
            <w:pStyle w:val="Title"/>
          </w:pPr>
        </w:pPrChange>
      </w:pPr>
    </w:p>
    <w:p w:rsidR="000C6923" w:rsidRDefault="000C6923" w:rsidP="000C6923">
      <w:pPr>
        <w:rPr>
          <w:ins w:id="72" w:author="Smarty bantu" w:date="2021-02-23T22:04:00Z"/>
          <w:b/>
          <w:sz w:val="36"/>
        </w:rPr>
        <w:pPrChange w:id="73" w:author="Smarty bantu" w:date="2021-02-23T21:49:00Z">
          <w:pPr>
            <w:pStyle w:val="Title"/>
          </w:pPr>
        </w:pPrChange>
      </w:pPr>
      <w:ins w:id="74" w:author="Smarty bantu" w:date="2021-02-23T21:57:00Z">
        <w:r>
          <w:rPr>
            <w:b/>
            <w:sz w:val="36"/>
          </w:rPr>
          <w:t>CIDR NOTATION:&gt; To not write subnet mask each time:</w:t>
        </w:r>
      </w:ins>
    </w:p>
    <w:p w:rsidR="00AE62C0" w:rsidRDefault="00AE62C0" w:rsidP="000C6923">
      <w:pPr>
        <w:rPr>
          <w:ins w:id="75" w:author="Smarty bantu" w:date="2021-02-23T22:04:00Z"/>
          <w:b/>
          <w:sz w:val="36"/>
        </w:rPr>
        <w:pPrChange w:id="76" w:author="Smarty bantu" w:date="2021-02-23T21:49:00Z">
          <w:pPr>
            <w:pStyle w:val="Title"/>
          </w:pPr>
        </w:pPrChange>
      </w:pPr>
      <w:ins w:id="77" w:author="Smarty bantu" w:date="2021-02-23T22:04:00Z">
        <w:r w:rsidRPr="00AE62C0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7" name="Picture 7" descr="C:\Users\HP\Pictures\Screenshots\Screenshot (234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C:\Users\HP\Pictures\Screenshots\Screenshot (234).png"/>
                      <pic:cNvPicPr>
                        <a:picLocks noChangeAspect="1" noChangeArrowheads="1"/>
                      </pic:cNvPicPr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E62C0" w:rsidRDefault="00AE62C0" w:rsidP="000C6923">
      <w:pPr>
        <w:rPr>
          <w:ins w:id="78" w:author="Smarty bantu" w:date="2021-02-23T22:04:00Z"/>
          <w:b/>
          <w:sz w:val="36"/>
        </w:rPr>
        <w:pPrChange w:id="79" w:author="Smarty bantu" w:date="2021-02-23T21:49:00Z">
          <w:pPr>
            <w:pStyle w:val="Title"/>
          </w:pPr>
        </w:pPrChange>
      </w:pPr>
    </w:p>
    <w:p w:rsidR="00AE62C0" w:rsidRDefault="00AE62C0" w:rsidP="000C6923">
      <w:pPr>
        <w:rPr>
          <w:ins w:id="80" w:author="Smarty bantu" w:date="2021-02-23T22:12:00Z"/>
          <w:b/>
          <w:sz w:val="36"/>
        </w:rPr>
        <w:pPrChange w:id="81" w:author="Smarty bantu" w:date="2021-02-23T21:49:00Z">
          <w:pPr>
            <w:pStyle w:val="Title"/>
          </w:pPr>
        </w:pPrChange>
      </w:pPr>
      <w:ins w:id="82" w:author="Smarty bantu" w:date="2021-02-23T22:04:00Z">
        <w:r>
          <w:rPr>
            <w:b/>
            <w:sz w:val="36"/>
          </w:rPr>
          <w:t xml:space="preserve">/24 means first 24 bites of subnet mask </w:t>
        </w:r>
        <w:proofErr w:type="gramStart"/>
        <w:r>
          <w:rPr>
            <w:b/>
            <w:sz w:val="36"/>
          </w:rPr>
          <w:t>is</w:t>
        </w:r>
        <w:proofErr w:type="gramEnd"/>
        <w:r>
          <w:rPr>
            <w:b/>
            <w:sz w:val="36"/>
          </w:rPr>
          <w:t xml:space="preserve"> turned on which means it will give 255.255.255.255.0 subnet mask</w:t>
        </w:r>
      </w:ins>
    </w:p>
    <w:p w:rsidR="00AE62C0" w:rsidRDefault="00AE62C0" w:rsidP="000C6923">
      <w:pPr>
        <w:rPr>
          <w:ins w:id="83" w:author="Smarty bantu" w:date="2021-02-23T22:12:00Z"/>
          <w:b/>
          <w:sz w:val="36"/>
        </w:rPr>
        <w:pPrChange w:id="84" w:author="Smarty bantu" w:date="2021-02-23T21:49:00Z">
          <w:pPr>
            <w:pStyle w:val="Title"/>
          </w:pPr>
        </w:pPrChange>
      </w:pPr>
    </w:p>
    <w:p w:rsidR="00AE62C0" w:rsidRDefault="00AE62C0" w:rsidP="000C6923">
      <w:pPr>
        <w:rPr>
          <w:ins w:id="85" w:author="Smarty bantu" w:date="2021-02-23T22:15:00Z"/>
          <w:b/>
          <w:sz w:val="36"/>
        </w:rPr>
        <w:pPrChange w:id="86" w:author="Smarty bantu" w:date="2021-02-23T21:49:00Z">
          <w:pPr>
            <w:pStyle w:val="Title"/>
          </w:pPr>
        </w:pPrChange>
      </w:pPr>
      <w:ins w:id="87" w:author="Smarty bantu" w:date="2021-02-23T22:12:00Z">
        <w:r>
          <w:rPr>
            <w:b/>
            <w:sz w:val="36"/>
          </w:rPr>
          <w:lastRenderedPageBreak/>
          <w:t xml:space="preserve">Subnet mask:&gt; </w:t>
        </w:r>
      </w:ins>
      <w:ins w:id="88" w:author="Smarty bantu" w:date="2021-02-23T22:13:00Z">
        <w:r w:rsidR="00762AE4">
          <w:rPr>
            <w:b/>
            <w:sz w:val="36"/>
          </w:rPr>
          <w:t>The subnet mask also made with 4 octet</w:t>
        </w:r>
      </w:ins>
    </w:p>
    <w:p w:rsidR="00762AE4" w:rsidRDefault="00762AE4" w:rsidP="000C6923">
      <w:pPr>
        <w:rPr>
          <w:ins w:id="89" w:author="Smarty bantu" w:date="2021-02-23T22:15:00Z"/>
          <w:b/>
          <w:sz w:val="36"/>
        </w:rPr>
        <w:pPrChange w:id="90" w:author="Smarty bantu" w:date="2021-02-23T21:49:00Z">
          <w:pPr>
            <w:pStyle w:val="Title"/>
          </w:pPr>
        </w:pPrChange>
      </w:pPr>
      <w:ins w:id="91" w:author="Smarty bantu" w:date="2021-02-23T22:15:00Z">
        <w:r w:rsidRPr="00762AE4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2947070"/>
              <wp:effectExtent l="0" t="0" r="2540" b="5715"/>
              <wp:docPr id="8" name="Picture 8" descr="C:\Users\HP\Pictures\Screenshots\Screenshot (229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 descr="C:\Users\HP\Pictures\Screenshots\Screenshot (229).png"/>
                      <pic:cNvPicPr>
                        <a:picLocks noChangeAspect="1" noChangeArrowheads="1"/>
                      </pic:cNvPicPr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2947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762AE4" w:rsidRDefault="00762AE4" w:rsidP="000C6923">
      <w:pPr>
        <w:rPr>
          <w:ins w:id="92" w:author="Smarty bantu" w:date="2021-02-23T22:15:00Z"/>
          <w:sz w:val="36"/>
        </w:rPr>
        <w:pPrChange w:id="93" w:author="Smarty bantu" w:date="2021-02-23T21:49:00Z">
          <w:pPr>
            <w:pStyle w:val="Title"/>
          </w:pPr>
        </w:pPrChange>
      </w:pPr>
      <w:ins w:id="94" w:author="Smarty bantu" w:date="2021-02-23T22:15:00Z">
        <w:r w:rsidRPr="00762AE4">
          <w:rPr>
            <w:sz w:val="36"/>
            <w:rPrChange w:id="95" w:author="Smarty bantu" w:date="2021-02-23T22:15:00Z">
              <w:rPr>
                <w:b/>
                <w:sz w:val="36"/>
              </w:rPr>
            </w:rPrChange>
          </w:rPr>
          <w:t>All the 0’s will go for host</w:t>
        </w:r>
      </w:ins>
    </w:p>
    <w:p w:rsidR="00762AE4" w:rsidRDefault="00762AE4" w:rsidP="000C6923">
      <w:pPr>
        <w:rPr>
          <w:ins w:id="96" w:author="Smarty bantu" w:date="2021-02-23T22:18:00Z"/>
          <w:sz w:val="36"/>
        </w:rPr>
        <w:pPrChange w:id="97" w:author="Smarty bantu" w:date="2021-02-23T21:49:00Z">
          <w:pPr>
            <w:pStyle w:val="Title"/>
          </w:pPr>
        </w:pPrChange>
      </w:pPr>
      <w:ins w:id="98" w:author="Smarty bantu" w:date="2021-02-23T22:15:00Z">
        <w:r>
          <w:rPr>
            <w:sz w:val="36"/>
          </w:rPr>
          <w:t>It’s also important to notice all the 1</w:t>
        </w:r>
      </w:ins>
      <w:ins w:id="99" w:author="Smarty bantu" w:date="2021-02-23T22:16:00Z">
        <w:r>
          <w:rPr>
            <w:sz w:val="36"/>
          </w:rPr>
          <w:t xml:space="preserve">’s </w:t>
        </w:r>
        <w:proofErr w:type="gramStart"/>
        <w:r>
          <w:rPr>
            <w:sz w:val="36"/>
          </w:rPr>
          <w:t>are</w:t>
        </w:r>
        <w:proofErr w:type="gramEnd"/>
        <w:r>
          <w:rPr>
            <w:sz w:val="36"/>
          </w:rPr>
          <w:t xml:space="preserve"> go on the left and all the 0’s go on the right.</w:t>
        </w:r>
      </w:ins>
    </w:p>
    <w:p w:rsidR="00762AE4" w:rsidRDefault="00762AE4" w:rsidP="000C6923">
      <w:pPr>
        <w:rPr>
          <w:ins w:id="100" w:author="Smarty bantu" w:date="2021-02-23T22:18:00Z"/>
          <w:sz w:val="36"/>
        </w:rPr>
        <w:pPrChange w:id="101" w:author="Smarty bantu" w:date="2021-02-23T21:49:00Z">
          <w:pPr>
            <w:pStyle w:val="Title"/>
          </w:pPr>
        </w:pPrChange>
      </w:pPr>
    </w:p>
    <w:p w:rsidR="00762AE4" w:rsidRDefault="00762AE4" w:rsidP="000C6923">
      <w:pPr>
        <w:rPr>
          <w:ins w:id="102" w:author="Smarty bantu" w:date="2021-02-23T23:45:00Z"/>
          <w:b/>
          <w:sz w:val="36"/>
        </w:rPr>
        <w:pPrChange w:id="103" w:author="Smarty bantu" w:date="2021-02-23T21:49:00Z">
          <w:pPr>
            <w:pStyle w:val="Title"/>
          </w:pPr>
        </w:pPrChange>
      </w:pPr>
      <w:ins w:id="104" w:author="Smarty bantu" w:date="2021-02-23T22:18:00Z">
        <w:r>
          <w:rPr>
            <w:b/>
            <w:sz w:val="36"/>
          </w:rPr>
          <w:t xml:space="preserve">The real ability of </w:t>
        </w:r>
        <w:proofErr w:type="gramStart"/>
        <w:r>
          <w:rPr>
            <w:b/>
            <w:sz w:val="36"/>
          </w:rPr>
          <w:t xml:space="preserve">CIDR </w:t>
        </w:r>
      </w:ins>
      <w:ins w:id="105" w:author="Smarty bantu" w:date="2021-02-23T23:42:00Z">
        <w:r w:rsidR="004D021D">
          <w:rPr>
            <w:b/>
            <w:sz w:val="36"/>
          </w:rPr>
          <w:t xml:space="preserve"> </w:t>
        </w:r>
      </w:ins>
      <w:ins w:id="106" w:author="Smarty bantu" w:date="2021-02-23T22:18:00Z">
        <w:r>
          <w:rPr>
            <w:b/>
            <w:sz w:val="36"/>
          </w:rPr>
          <w:t>is</w:t>
        </w:r>
        <w:proofErr w:type="gramEnd"/>
        <w:r>
          <w:rPr>
            <w:b/>
            <w:sz w:val="36"/>
          </w:rPr>
          <w:t xml:space="preserve"> to break a large network into small ones </w:t>
        </w:r>
      </w:ins>
    </w:p>
    <w:p w:rsidR="004D021D" w:rsidRPr="004D021D" w:rsidRDefault="004D021D" w:rsidP="000C6923">
      <w:pPr>
        <w:rPr>
          <w:ins w:id="107" w:author="Smarty bantu" w:date="2021-02-23T22:16:00Z"/>
          <w:sz w:val="36"/>
          <w:rPrChange w:id="108" w:author="Smarty bantu" w:date="2021-02-23T23:45:00Z">
            <w:rPr>
              <w:ins w:id="109" w:author="Smarty bantu" w:date="2021-02-23T22:16:00Z"/>
              <w:sz w:val="36"/>
            </w:rPr>
          </w:rPrChange>
        </w:rPr>
        <w:pPrChange w:id="110" w:author="Smarty bantu" w:date="2021-02-23T21:49:00Z">
          <w:pPr>
            <w:pStyle w:val="Title"/>
          </w:pPr>
        </w:pPrChange>
      </w:pPr>
      <w:ins w:id="111" w:author="Smarty bantu" w:date="2021-02-23T23:45:00Z">
        <w:r>
          <w:rPr>
            <w:b/>
            <w:sz w:val="36"/>
          </w:rPr>
          <w:t xml:space="preserve">Note: </w:t>
        </w:r>
        <w:r>
          <w:rPr>
            <w:sz w:val="36"/>
          </w:rPr>
          <w:t xml:space="preserve">Devices with the same subnet must be one the same </w:t>
        </w:r>
        <w:proofErr w:type="spellStart"/>
        <w:r>
          <w:rPr>
            <w:sz w:val="36"/>
          </w:rPr>
          <w:t>ip</w:t>
        </w:r>
        <w:proofErr w:type="spellEnd"/>
        <w:r>
          <w:rPr>
            <w:sz w:val="36"/>
          </w:rPr>
          <w:t xml:space="preserve"> network otherwise they can’t communicate</w:t>
        </w:r>
      </w:ins>
    </w:p>
    <w:p w:rsidR="00762AE4" w:rsidRPr="00762AE4" w:rsidRDefault="00762AE4" w:rsidP="000C6923">
      <w:pPr>
        <w:rPr>
          <w:ins w:id="112" w:author="Smarty bantu" w:date="2021-02-23T22:13:00Z"/>
          <w:sz w:val="36"/>
          <w:rPrChange w:id="113" w:author="Smarty bantu" w:date="2021-02-23T22:15:00Z">
            <w:rPr>
              <w:ins w:id="114" w:author="Smarty bantu" w:date="2021-02-23T22:13:00Z"/>
              <w:b/>
              <w:sz w:val="36"/>
            </w:rPr>
          </w:rPrChange>
        </w:rPr>
        <w:pPrChange w:id="115" w:author="Smarty bantu" w:date="2021-02-23T21:49:00Z">
          <w:pPr>
            <w:pStyle w:val="Title"/>
          </w:pPr>
        </w:pPrChange>
      </w:pPr>
    </w:p>
    <w:p w:rsidR="00762AE4" w:rsidRDefault="00762AE4" w:rsidP="000C6923">
      <w:pPr>
        <w:rPr>
          <w:ins w:id="116" w:author="Smarty bantu" w:date="2021-02-23T22:04:00Z"/>
          <w:b/>
          <w:sz w:val="36"/>
        </w:rPr>
        <w:pPrChange w:id="117" w:author="Smarty bantu" w:date="2021-02-23T21:49:00Z">
          <w:pPr>
            <w:pStyle w:val="Title"/>
          </w:pPr>
        </w:pPrChange>
      </w:pPr>
      <w:ins w:id="118" w:author="Smarty bantu" w:date="2021-02-23T22:13:00Z">
        <w:r>
          <w:rPr>
            <w:b/>
            <w:sz w:val="36"/>
          </w:rPr>
          <w:lastRenderedPageBreak/>
          <w:tab/>
        </w:r>
        <w:r>
          <w:rPr>
            <w:b/>
            <w:sz w:val="36"/>
          </w:rPr>
          <w:tab/>
        </w:r>
        <w:r>
          <w:rPr>
            <w:b/>
            <w:sz w:val="36"/>
          </w:rPr>
          <w:tab/>
        </w:r>
      </w:ins>
      <w:ins w:id="119" w:author="Smarty bantu" w:date="2021-02-23T23:46:00Z">
        <w:r w:rsidR="004D021D" w:rsidRPr="004D021D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9" name="Picture 9" descr="C:\Users\HP\Pictures\Screenshots\Screenshot (238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C:\Users\HP\Pictures\Screenshots\Screenshot (238).png"/>
                      <pic:cNvPicPr>
                        <a:picLocks noChangeAspect="1" noChangeArrowheads="1"/>
                      </pic:cNvPicPr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E62C0" w:rsidRDefault="00996991" w:rsidP="000C6923">
      <w:pPr>
        <w:rPr>
          <w:ins w:id="120" w:author="Smarty bantu" w:date="2021-02-24T00:12:00Z"/>
          <w:b/>
          <w:sz w:val="36"/>
        </w:rPr>
        <w:pPrChange w:id="121" w:author="Smarty bantu" w:date="2021-02-23T21:49:00Z">
          <w:pPr>
            <w:pStyle w:val="Title"/>
          </w:pPr>
        </w:pPrChange>
      </w:pPr>
      <w:ins w:id="122" w:author="Smarty bantu" w:date="2021-02-24T00:07:00Z">
        <w:r w:rsidRPr="00996991">
          <w:rPr>
            <w:b/>
            <w:noProof/>
            <w:sz w:val="36"/>
            <w:lang w:eastAsia="en-IN"/>
          </w:rPr>
          <w:drawing>
            <wp:inline distT="0" distB="0" distL="0" distR="0">
              <wp:extent cx="5731510" cy="3223974"/>
              <wp:effectExtent l="0" t="0" r="2540" b="0"/>
              <wp:docPr id="10" name="Picture 10" descr="C:\Users\HP\Pictures\Screenshots\Screenshot (239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 descr="C:\Users\HP\Pictures\Screenshots\Screenshot (239).png"/>
                      <pic:cNvPicPr>
                        <a:picLocks noChangeAspect="1" noChangeArrowheads="1"/>
                      </pic:cNvPicPr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9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996991" w:rsidRDefault="00996991" w:rsidP="000C6923">
      <w:pPr>
        <w:rPr>
          <w:ins w:id="123" w:author="Smarty bantu" w:date="2021-02-24T00:12:00Z"/>
          <w:b/>
          <w:sz w:val="36"/>
        </w:rPr>
        <w:pPrChange w:id="124" w:author="Smarty bantu" w:date="2021-02-23T21:49:00Z">
          <w:pPr>
            <w:pStyle w:val="Title"/>
          </w:pPr>
        </w:pPrChange>
      </w:pPr>
    </w:p>
    <w:p w:rsidR="00996991" w:rsidRDefault="00996991" w:rsidP="000C6923">
      <w:pPr>
        <w:rPr>
          <w:ins w:id="125" w:author="Smarty bantu" w:date="2021-02-24T00:12:00Z"/>
          <w:b/>
          <w:sz w:val="36"/>
        </w:rPr>
        <w:pPrChange w:id="126" w:author="Smarty bantu" w:date="2021-02-23T21:49:00Z">
          <w:pPr>
            <w:pStyle w:val="Title"/>
          </w:pPr>
        </w:pPrChange>
      </w:pPr>
      <w:ins w:id="127" w:author="Smarty bantu" w:date="2021-02-24T00:12:00Z">
        <w:r>
          <w:rPr>
            <w:b/>
            <w:sz w:val="36"/>
          </w:rPr>
          <w:t>Doubts:</w:t>
        </w:r>
      </w:ins>
    </w:p>
    <w:p w:rsidR="00996991" w:rsidRDefault="00996991" w:rsidP="000C6923">
      <w:pPr>
        <w:rPr>
          <w:ins w:id="128" w:author="Smarty bantu" w:date="2021-02-24T00:12:00Z"/>
          <w:b/>
          <w:sz w:val="36"/>
        </w:rPr>
        <w:pPrChange w:id="129" w:author="Smarty bantu" w:date="2021-02-23T21:49:00Z">
          <w:pPr>
            <w:pStyle w:val="Title"/>
          </w:pPr>
        </w:pPrChange>
      </w:pPr>
      <w:ins w:id="130" w:author="Smarty bantu" w:date="2021-02-24T00:12:00Z">
        <w:r>
          <w:rPr>
            <w:b/>
            <w:sz w:val="36"/>
          </w:rPr>
          <w:t xml:space="preserve"> </w:t>
        </w:r>
        <w:r>
          <w:rPr>
            <w:b/>
            <w:sz w:val="36"/>
          </w:rPr>
          <w:tab/>
        </w:r>
        <w:r>
          <w:rPr>
            <w:b/>
            <w:sz w:val="36"/>
          </w:rPr>
          <w:tab/>
        </w:r>
        <w:proofErr w:type="spellStart"/>
        <w:r>
          <w:rPr>
            <w:b/>
            <w:sz w:val="36"/>
          </w:rPr>
          <w:t>i</w:t>
        </w:r>
        <w:proofErr w:type="spellEnd"/>
        <w:r>
          <w:rPr>
            <w:b/>
            <w:sz w:val="36"/>
          </w:rPr>
          <w:t xml:space="preserve">.) How to calculate </w:t>
        </w:r>
        <w:proofErr w:type="spellStart"/>
        <w:r>
          <w:rPr>
            <w:b/>
            <w:sz w:val="36"/>
          </w:rPr>
          <w:t>subnetmask</w:t>
        </w:r>
        <w:proofErr w:type="spellEnd"/>
      </w:ins>
    </w:p>
    <w:p w:rsidR="00996991" w:rsidRDefault="00996991" w:rsidP="000C6923">
      <w:pPr>
        <w:rPr>
          <w:ins w:id="131" w:author="Smarty bantu" w:date="2021-02-24T00:12:00Z"/>
          <w:b/>
          <w:sz w:val="36"/>
        </w:rPr>
        <w:pPrChange w:id="132" w:author="Smarty bantu" w:date="2021-02-23T21:49:00Z">
          <w:pPr>
            <w:pStyle w:val="Title"/>
          </w:pPr>
        </w:pPrChange>
      </w:pPr>
      <w:ins w:id="133" w:author="Smarty bantu" w:date="2021-02-24T00:12:00Z">
        <w:r>
          <w:rPr>
            <w:b/>
            <w:sz w:val="36"/>
          </w:rPr>
          <w:tab/>
        </w:r>
        <w:r>
          <w:rPr>
            <w:b/>
            <w:sz w:val="36"/>
          </w:rPr>
          <w:tab/>
          <w:t xml:space="preserve">ii.) How subnet mask divides a large network into  </w:t>
        </w:r>
      </w:ins>
    </w:p>
    <w:p w:rsidR="00996991" w:rsidRDefault="00996991" w:rsidP="000C6923">
      <w:pPr>
        <w:rPr>
          <w:ins w:id="134" w:author="Smarty bantu" w:date="2021-02-24T00:12:00Z"/>
          <w:b/>
          <w:sz w:val="36"/>
        </w:rPr>
        <w:pPrChange w:id="135" w:author="Smarty bantu" w:date="2021-02-23T21:49:00Z">
          <w:pPr>
            <w:pStyle w:val="Title"/>
          </w:pPr>
        </w:pPrChange>
      </w:pPr>
      <w:ins w:id="136" w:author="Smarty bantu" w:date="2021-02-24T00:12:00Z">
        <w:r>
          <w:rPr>
            <w:b/>
            <w:sz w:val="36"/>
          </w:rPr>
          <w:lastRenderedPageBreak/>
          <w:tab/>
        </w:r>
        <w:r>
          <w:rPr>
            <w:b/>
            <w:sz w:val="36"/>
          </w:rPr>
          <w:tab/>
        </w:r>
        <w:r>
          <w:rPr>
            <w:b/>
            <w:sz w:val="36"/>
          </w:rPr>
          <w:tab/>
          <w:t>small subnetworks</w:t>
        </w:r>
      </w:ins>
    </w:p>
    <w:p w:rsidR="00996991" w:rsidRPr="000C6923" w:rsidRDefault="00996991" w:rsidP="000C6923">
      <w:pPr>
        <w:rPr>
          <w:b/>
          <w:sz w:val="36"/>
          <w:rPrChange w:id="137" w:author="Smarty bantu" w:date="2021-02-23T21:51:00Z">
            <w:rPr/>
          </w:rPrChange>
        </w:rPr>
        <w:pPrChange w:id="138" w:author="Smarty bantu" w:date="2021-02-23T21:49:00Z">
          <w:pPr>
            <w:pStyle w:val="Title"/>
          </w:pPr>
        </w:pPrChange>
      </w:pPr>
      <w:bookmarkStart w:id="139" w:name="_GoBack"/>
      <w:bookmarkEnd w:id="139"/>
    </w:p>
    <w:sectPr w:rsidR="00996991" w:rsidRPr="000C69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marty bantu">
    <w15:presenceInfo w15:providerId="Windows Live" w15:userId="4634f67283b2c62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923"/>
    <w:rsid w:val="000C6923"/>
    <w:rsid w:val="00257575"/>
    <w:rsid w:val="004D021D"/>
    <w:rsid w:val="00611D88"/>
    <w:rsid w:val="00762AE4"/>
    <w:rsid w:val="00996991"/>
    <w:rsid w:val="00AE6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4BBDC"/>
  <w15:chartTrackingRefBased/>
  <w15:docId w15:val="{472B5D75-4BA4-4C1F-B0F9-A1B3878B0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C692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692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F2D07-F58B-42A5-BCA0-2D5B900C6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7</Pages>
  <Words>135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Smarty bantu</dc:creator>
  <cp:keywords/>
  <dc:description/>
  <cp:lastModifiedBy>Smarty bantu</cp:lastModifiedBy>
  <cp:revision>2</cp:revision>
  <dcterms:created xsi:type="dcterms:W3CDTF">2021-02-23T16:17:00Z</dcterms:created>
  <dcterms:modified xsi:type="dcterms:W3CDTF">2021-02-24T07:55:00Z</dcterms:modified>
</cp:coreProperties>
</file>